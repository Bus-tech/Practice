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573D8E03" w:rsidR="0086704B" w:rsidRPr="0086704B" w:rsidRDefault="006029D2" w:rsidP="006029D2">
                <w:pPr>
                  <w:pStyle w:val="Title"/>
                  <w:framePr w:hSpace="0" w:wrap="auto" w:vAnchor="margin" w:hAnchor="text" w:xAlign="left" w:yAlign="inline"/>
                </w:pPr>
                <w:r w:rsidRPr="006029D2">
                  <w:rPr>
                    <w:sz w:val="72"/>
                    <w:szCs w:val="96"/>
                  </w:rPr>
                  <w:t xml:space="preserve">World 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3B3D5DDF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0A737C">
                      <w:t>7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ko-KR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3" w:history="1">
            <w:r w:rsidR="0086704B">
              <w:rPr>
                <w:rStyle w:val="Hyperlink"/>
              </w:rPr>
              <w:t>nicholas.johnson</w:t>
            </w:r>
            <w:r w:rsidR="000503FA" w:rsidRPr="69AFD3D4">
              <w:rPr>
                <w:rStyle w:val="Hyperlink"/>
                <w:rFonts w:eastAsiaTheme="majorEastAsia" w:cstheme="majorBidi"/>
                <w:sz w:val="24"/>
                <w:szCs w:val="24"/>
              </w:rPr>
              <w:t>@qa.com</w:t>
            </w:r>
          </w:hyperlink>
          <w:r w:rsidR="00A20C12" w:rsidRPr="69AFD3D4">
            <w:rPr>
              <w:rStyle w:val="Hyperlink"/>
              <w:rFonts w:eastAsiaTheme="majorEastAsia" w:cstheme="majorBidi"/>
              <w:sz w:val="24"/>
              <w:szCs w:val="24"/>
            </w:rPr>
            <w:br w:type="page"/>
          </w:r>
        </w:p>
      </w:sdtContent>
    </w:sdt>
    <w:p w14:paraId="2F39AF3F" w14:textId="32BC78D8" w:rsidR="000742D8" w:rsidRDefault="000742D8" w:rsidP="000742D8">
      <w:pPr>
        <w:pStyle w:val="Heading2"/>
      </w:pPr>
      <w:r>
        <w:lastRenderedPageBreak/>
        <w:t>Module 7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46FF6F22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r w:rsidRPr="006029D2">
        <w:rPr>
          <w:b/>
          <w:bCs/>
          <w:color w:val="797979" w:themeColor="background2" w:themeShade="80"/>
        </w:rPr>
        <w:t>World</w:t>
      </w:r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4885A139" w14:textId="096698C5" w:rsidR="00BD144A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5951CE6E" w14:textId="59192EC9" w:rsidR="000742D8" w:rsidRPr="006029D2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</w:t>
      </w:r>
      <w:r w:rsidR="00750891">
        <w:rPr>
          <w:color w:val="797979" w:themeColor="background2" w:themeShade="80"/>
        </w:rPr>
        <w:t xml:space="preserve">do not need to </w:t>
      </w:r>
      <w:r>
        <w:rPr>
          <w:color w:val="797979" w:themeColor="background2" w:themeShade="80"/>
        </w:rPr>
        <w:t>store the answers to each Exercise</w:t>
      </w:r>
      <w:r w:rsidR="00750891">
        <w:rPr>
          <w:color w:val="797979" w:themeColor="background2" w:themeShade="80"/>
        </w:rPr>
        <w:t xml:space="preserve"> in this book, but you are free to use it as an extension of your notes, if you wish</w:t>
      </w:r>
      <w:r>
        <w:rPr>
          <w:color w:val="797979" w:themeColor="background2" w:themeShade="80"/>
        </w:rPr>
        <w:t xml:space="preserve">. </w:t>
      </w:r>
    </w:p>
    <w:p w14:paraId="6AC34FEF" w14:textId="7E6C3F0B" w:rsidR="00A20C12" w:rsidRDefault="006029D2" w:rsidP="0086704B">
      <w:pPr>
        <w:pStyle w:val="SubtopicTitle"/>
        <w:rPr>
          <w:rFonts w:ascii="Montserrat" w:hAnsi="Montserrat"/>
        </w:rPr>
      </w:pPr>
      <w:r>
        <w:rPr>
          <w:rFonts w:ascii="Montserrat" w:hAnsi="Montserrat"/>
        </w:rPr>
        <w:t xml:space="preserve">World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56248216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They are not listed in order of difficulty.</w:t>
      </w:r>
    </w:p>
    <w:p w14:paraId="61F6BA98" w14:textId="3BC4BB05" w:rsidR="005A4842" w:rsidRDefault="005A4842" w:rsidP="005A4842">
      <w:pPr>
        <w:pStyle w:val="Listofbulletpoints"/>
        <w:numPr>
          <w:ilvl w:val="0"/>
          <w:numId w:val="43"/>
        </w:numPr>
      </w:pPr>
      <w:r>
        <w:t xml:space="preserve">Using </w:t>
      </w:r>
      <w:r w:rsidR="00C7172C">
        <w:t>COUNT</w:t>
      </w:r>
      <w:r>
        <w:t>, get the number of cities in the USA.</w:t>
      </w:r>
      <w:r w:rsidR="00F90F18">
        <w:br/>
      </w:r>
      <w:r w:rsidR="00F90F18">
        <w:br/>
      </w:r>
      <w:r w:rsidR="00F90F18" w:rsidRPr="00F90F18">
        <w:t>SELECT COUNT(CountryCode) FROM city WHERE CountryCode='USA';</w:t>
      </w:r>
    </w:p>
    <w:p w14:paraId="51614D82" w14:textId="7C8C3788" w:rsidR="005A4842" w:rsidRDefault="005A4842" w:rsidP="005A4842">
      <w:pPr>
        <w:pStyle w:val="Listofbulletpoints"/>
        <w:numPr>
          <w:ilvl w:val="0"/>
          <w:numId w:val="43"/>
        </w:numPr>
      </w:pPr>
      <w:r>
        <w:t>Find out what the population and life expectancy for people in Argentina</w:t>
      </w:r>
      <w:r w:rsidR="00F90F18">
        <w:br/>
      </w:r>
      <w:r w:rsidR="00F90F18">
        <w:br/>
      </w:r>
      <w:r w:rsidR="00F90F18" w:rsidRPr="00F90F18">
        <w:t>SELECT Population, LifeExpectancy FROM country WHERE code ='ARG';</w:t>
      </w:r>
      <w:del w:id="1" w:author="Alexander, Matthew" w:date="2021-03-30T14:35:00Z">
        <w:r w:rsidDel="005A4842">
          <w:delText xml:space="preserve"> (ARG) is.</w:delText>
        </w:r>
      </w:del>
    </w:p>
    <w:p w14:paraId="1CE74A79" w14:textId="73B4756B" w:rsidR="005A4842" w:rsidRDefault="005A4842" w:rsidP="005A4842">
      <w:pPr>
        <w:pStyle w:val="Listofbulletpoints"/>
        <w:numPr>
          <w:ilvl w:val="0"/>
          <w:numId w:val="43"/>
        </w:numPr>
      </w:pPr>
      <w:r>
        <w:t>Using IS NOT NULL, ORDER BY, LIMIT, what country has the highest life expectancy?</w:t>
      </w:r>
      <w:r w:rsidR="00F90F18">
        <w:br/>
      </w:r>
      <w:r w:rsidR="00F90F18">
        <w:br/>
      </w:r>
      <w:r w:rsidR="00F90F18" w:rsidRPr="00F90F18">
        <w:t>SELECT Name, LifeExpectancy FROM country WHERE LifeExpectancy ORDER BY LifeExpectancy LIMIT 1;</w:t>
      </w:r>
    </w:p>
    <w:p w14:paraId="7020BA0D" w14:textId="36BD8320" w:rsidR="005A4842" w:rsidRDefault="005A4842" w:rsidP="005A4842">
      <w:pPr>
        <w:pStyle w:val="Listofbulletpoints"/>
        <w:numPr>
          <w:ilvl w:val="0"/>
          <w:numId w:val="43"/>
        </w:numPr>
      </w:pPr>
      <w:r>
        <w:t>Using JOIN</w:t>
      </w:r>
      <w:r w:rsidR="00C7172C">
        <w:t xml:space="preserve"> … </w:t>
      </w:r>
      <w:r>
        <w:t>ON, what is the capital of Spain (ESP)?</w:t>
      </w:r>
      <w:r w:rsidR="00F90F18">
        <w:br/>
      </w:r>
      <w:r w:rsidR="00F90F18">
        <w:br/>
      </w:r>
      <w:r w:rsidR="00584AFB" w:rsidRPr="00584AFB">
        <w:t>SELECT ci.Name FROM country AS co JOIN city AS ci ON co.Capital = ci.ID WHERE co.Code ='ESP';</w:t>
      </w:r>
    </w:p>
    <w:p w14:paraId="2CE23CEF" w14:textId="1E217615" w:rsidR="00584AFB" w:rsidRDefault="005A4842" w:rsidP="00584AFB">
      <w:pPr>
        <w:pStyle w:val="Listofbulletpoints"/>
        <w:numPr>
          <w:ilvl w:val="0"/>
          <w:numId w:val="43"/>
        </w:numPr>
      </w:pPr>
      <w:r>
        <w:t>Using JOIN</w:t>
      </w:r>
      <w:r w:rsidR="00C7172C">
        <w:t xml:space="preserve"> … </w:t>
      </w:r>
      <w:r>
        <w:t>ON, list all the languages spoken in the 'Southeast Asia' region.</w:t>
      </w:r>
      <w:r w:rsidR="006A44C6">
        <w:br/>
      </w:r>
      <w:r w:rsidR="006A44C6">
        <w:br/>
      </w:r>
      <w:r w:rsidR="006A44C6" w:rsidRPr="006A44C6">
        <w:t>SELECT Language FROM country AS c JOIN countrylanguage AS l ON l.CountryCode = c.Code WHERE c.Region = 'Southeast Asia';</w:t>
      </w:r>
      <w:r w:rsidR="00584AFB">
        <w:br/>
      </w:r>
      <w:r w:rsidR="00584AFB">
        <w:lastRenderedPageBreak/>
        <w:br/>
      </w:r>
    </w:p>
    <w:p w14:paraId="6E0E5FBC" w14:textId="1F694FD4" w:rsidR="005A4842" w:rsidRDefault="005A4842" w:rsidP="005A4842">
      <w:pPr>
        <w:pStyle w:val="Listofbulletpoints"/>
        <w:numPr>
          <w:ilvl w:val="0"/>
          <w:numId w:val="43"/>
        </w:numPr>
      </w:pPr>
      <w:r>
        <w:t>Select 25 cities around the world that start with the letter 'F' in a single SQL query.</w:t>
      </w:r>
      <w:r w:rsidR="00D726CC">
        <w:br/>
      </w:r>
      <w:r w:rsidR="00D726CC">
        <w:br/>
      </w:r>
      <w:r w:rsidR="00D726CC" w:rsidRPr="00D726CC">
        <w:t>SELECT Name AS city_name from city WHERE Name LIKE 'F%' LIMIT 25;</w:t>
      </w:r>
    </w:p>
    <w:p w14:paraId="48D1B620" w14:textId="71BE5924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COUN</w:t>
      </w:r>
      <w:r>
        <w:t>T</w:t>
      </w:r>
      <w:r w:rsidRPr="005A4842">
        <w:t>, get the number of cities in China.</w:t>
      </w:r>
      <w:r w:rsidR="00453760">
        <w:br/>
      </w:r>
      <w:r w:rsidR="00453760">
        <w:br/>
      </w:r>
      <w:r w:rsidR="00453760" w:rsidRPr="00453760">
        <w:t>SELECT COUNT(</w:t>
      </w:r>
      <w:r w:rsidR="00453760">
        <w:t>Name</w:t>
      </w:r>
      <w:r w:rsidR="00453760" w:rsidRPr="00453760">
        <w:t>) FROM city WHERE CountryCode='CHN';</w:t>
      </w:r>
      <w:r w:rsidR="00453760">
        <w:br/>
      </w:r>
    </w:p>
    <w:p w14:paraId="5A92F1E0" w14:textId="617AA46C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IS NOT NULL, ORDER BY, &amp; LIMIT, what country has the lowest population?</w:t>
      </w:r>
      <w:r w:rsidR="00453760">
        <w:br/>
      </w:r>
      <w:r w:rsidR="00453760">
        <w:br/>
      </w:r>
      <w:r w:rsidR="00B51E7D" w:rsidRPr="00B51E7D">
        <w:t>SELECT Name, Population FROM country WHERE population != 0 ORDER BY Population ASC LIMIT 1;</w:t>
      </w:r>
    </w:p>
    <w:p w14:paraId="142E01B5" w14:textId="77BDD87F" w:rsidR="00DD2BA6" w:rsidRDefault="005A4842" w:rsidP="00880E83">
      <w:pPr>
        <w:pStyle w:val="Listofbulletpoints"/>
        <w:numPr>
          <w:ilvl w:val="0"/>
          <w:numId w:val="43"/>
        </w:numPr>
      </w:pPr>
      <w:r>
        <w:t>Using</w:t>
      </w:r>
      <w:r w:rsidR="00DD2BA6">
        <w:t xml:space="preserve"> aggregation, return the number of countries in the database.</w:t>
      </w:r>
      <w:r w:rsidR="00453760">
        <w:br/>
      </w:r>
      <w:r w:rsidR="00453760">
        <w:br/>
      </w:r>
      <w:r w:rsidR="00B4459A" w:rsidRPr="00B4459A">
        <w:t>SELECT Count(Name) FROM country;</w:t>
      </w:r>
      <w:r w:rsidR="00B4459A">
        <w:br/>
      </w:r>
    </w:p>
    <w:p w14:paraId="003F5E9E" w14:textId="18A9A276" w:rsidR="005A4842" w:rsidRDefault="00DD2BA6" w:rsidP="00880E83">
      <w:pPr>
        <w:pStyle w:val="Listofbulletpoints"/>
        <w:numPr>
          <w:ilvl w:val="0"/>
          <w:numId w:val="43"/>
        </w:numPr>
      </w:pPr>
      <w:r>
        <w:t>What are the top ten largest countries</w:t>
      </w:r>
      <w:r w:rsidR="00BA2CEB">
        <w:t xml:space="preserve"> by population</w:t>
      </w:r>
      <w:r>
        <w:t>?</w:t>
      </w:r>
      <w:r w:rsidR="00B4459A">
        <w:br/>
      </w:r>
      <w:r w:rsidR="00B4459A">
        <w:br/>
      </w:r>
      <w:r w:rsidR="00827031" w:rsidRPr="00827031">
        <w:t>SELECT Name, Population FROM country ORDER BY Population DESC LIMIT 10;</w:t>
      </w:r>
    </w:p>
    <w:p w14:paraId="632660B8" w14:textId="4A1B9121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five largest cities in Japan</w:t>
      </w:r>
      <w:r w:rsidR="00827031">
        <w:br/>
      </w:r>
      <w:r w:rsidR="00827031">
        <w:br/>
      </w:r>
      <w:r w:rsidR="00827031" w:rsidRPr="00827031">
        <w:t>SELECT Name, Population FROM city WHERE CountryCode='JPN' ORDER BY Population DESC LIMIT 5;</w:t>
      </w:r>
      <w:r>
        <w:t>.</w:t>
      </w:r>
    </w:p>
    <w:p w14:paraId="5601586F" w14:textId="77777777" w:rsidR="0001538C" w:rsidRDefault="00DD2BA6" w:rsidP="00DD2BA6">
      <w:pPr>
        <w:pStyle w:val="Listofbulletpoints"/>
        <w:numPr>
          <w:ilvl w:val="0"/>
          <w:numId w:val="43"/>
        </w:numPr>
      </w:pPr>
      <w:r>
        <w:t>List the names and country codes of every country which has Eli</w:t>
      </w:r>
      <w:r w:rsidR="00F53559">
        <w:t>s</w:t>
      </w:r>
      <w:r>
        <w:t>abeth II as its Head of State.</w:t>
      </w:r>
      <w:r w:rsidR="00827031">
        <w:br/>
      </w:r>
      <w:r w:rsidR="00827031">
        <w:br/>
      </w:r>
      <w:r w:rsidR="007B5BA0" w:rsidRPr="007B5BA0">
        <w:t>SELECT Code, Name FROM country WHERE HeadOfState='Elisabeth II';</w:t>
      </w:r>
    </w:p>
    <w:p w14:paraId="02F9BBAB" w14:textId="2A192F74" w:rsidR="00DD2BA6" w:rsidRDefault="007B5BA0" w:rsidP="0001538C">
      <w:pPr>
        <w:pStyle w:val="Listofbulletpoints"/>
        <w:numPr>
          <w:ilvl w:val="0"/>
          <w:numId w:val="0"/>
        </w:numPr>
        <w:ind w:left="1069"/>
      </w:pPr>
      <w:r>
        <w:br/>
      </w:r>
      <w:r w:rsidR="0001538C">
        <w:t>Or</w:t>
      </w:r>
      <w:r>
        <w:t xml:space="preserve"> </w:t>
      </w:r>
      <w:r>
        <w:br/>
      </w:r>
      <w:r>
        <w:br/>
      </w:r>
      <w:r w:rsidR="004F031D" w:rsidRPr="004F031D">
        <w:t>SELECT Code, Name, HeadOfState FROM country WHERE HeadOfState='Elisabeth II'</w:t>
      </w:r>
      <w:r w:rsidR="00A45294">
        <w:t>;</w:t>
      </w:r>
      <w:r w:rsidR="00A45294">
        <w:tab/>
      </w:r>
      <w:r w:rsidR="004F031D" w:rsidRPr="004F031D">
        <w:t>-- Better visualisation</w:t>
      </w:r>
      <w:r w:rsidR="004F031D">
        <w:br/>
      </w:r>
    </w:p>
    <w:p w14:paraId="71203DC3" w14:textId="77777777" w:rsidR="0001538C" w:rsidRDefault="00DD2BA6" w:rsidP="00DD2BA6">
      <w:pPr>
        <w:pStyle w:val="Listofbulletpoints"/>
        <w:numPr>
          <w:ilvl w:val="0"/>
          <w:numId w:val="43"/>
        </w:numPr>
      </w:pPr>
      <w:r>
        <w:t>List the top ten countries which have the smallest population-to-area ratio.</w:t>
      </w:r>
      <w:r w:rsidR="004F031D">
        <w:br/>
      </w:r>
      <w:r w:rsidR="004F031D">
        <w:br/>
      </w:r>
      <w:r w:rsidR="0001538C" w:rsidRPr="0001538C">
        <w:t>SELECT Name, Population/SurfaceArea AS Population_Ratio FROM country WHERE Population != 0 ORDER BY Population_Ratio ASC LIMIT 10;</w:t>
      </w:r>
    </w:p>
    <w:p w14:paraId="0EEDCD2F" w14:textId="1B68AFB5" w:rsidR="0001538C" w:rsidRDefault="0001538C" w:rsidP="0001538C">
      <w:pPr>
        <w:pStyle w:val="Listofbulletpoints"/>
        <w:numPr>
          <w:ilvl w:val="0"/>
          <w:numId w:val="0"/>
        </w:numPr>
        <w:ind w:left="1077" w:hanging="357"/>
      </w:pPr>
      <w:r>
        <w:t>Or</w:t>
      </w:r>
    </w:p>
    <w:p w14:paraId="2F0A7540" w14:textId="3F6D4418" w:rsidR="00DD2BA6" w:rsidRDefault="0001538C" w:rsidP="0001538C">
      <w:pPr>
        <w:pStyle w:val="Listofbulletpoints"/>
        <w:numPr>
          <w:ilvl w:val="0"/>
          <w:numId w:val="0"/>
        </w:numPr>
        <w:ind w:left="1077" w:hanging="357"/>
      </w:pPr>
      <w:r w:rsidRPr="0001538C">
        <w:t>SELECT Name, Population/SurfaceArea AS Population_Ratio FROM country WHERE Population ORDER BY Population_Ratio ASC LIMIT 10;</w:t>
      </w:r>
      <w:r w:rsidR="00A45294">
        <w:tab/>
      </w:r>
      <w:r w:rsidRPr="0001538C">
        <w:t>-- With 0 population</w:t>
      </w:r>
      <w:r w:rsidR="004F031D">
        <w:br/>
      </w:r>
      <w:r w:rsidR="004F031D">
        <w:br/>
      </w:r>
    </w:p>
    <w:p w14:paraId="5DB6670A" w14:textId="790150BF" w:rsidR="00DD2BA6" w:rsidRDefault="00DD2BA6" w:rsidP="00DD2BA6">
      <w:pPr>
        <w:pStyle w:val="Listofbulletpoints"/>
        <w:numPr>
          <w:ilvl w:val="0"/>
          <w:numId w:val="43"/>
        </w:numPr>
      </w:pPr>
      <w:r>
        <w:t>List every unique world language, according to the World database.</w:t>
      </w:r>
      <w:r w:rsidR="00A45294">
        <w:br/>
      </w:r>
      <w:r w:rsidR="00A45294">
        <w:br/>
      </w:r>
      <w:r w:rsidR="00A45294" w:rsidRPr="00A45294">
        <w:t>SELECT DISTINCT Language FROM countrylanguage;</w:t>
      </w:r>
      <w:r w:rsidR="00A45294">
        <w:br/>
      </w:r>
    </w:p>
    <w:p w14:paraId="6D7C16EB" w14:textId="1C19B86B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richest countries by GDP?</w:t>
      </w:r>
      <w:r w:rsidR="00A45294">
        <w:br/>
      </w:r>
      <w:r w:rsidR="00A45294">
        <w:br/>
      </w:r>
      <w:r w:rsidR="00D35965" w:rsidRPr="00D35965">
        <w:t>SELECT Name, GNP FROM country ORDER BY GNP DESC LIMIT 10;</w:t>
      </w:r>
      <w:r w:rsidR="00D35965">
        <w:br/>
      </w:r>
    </w:p>
    <w:p w14:paraId="6A36823E" w14:textId="7DE6CC13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largest countries by surface area?</w:t>
      </w:r>
      <w:r w:rsidR="00D35965">
        <w:br/>
      </w:r>
      <w:r w:rsidR="00D35965">
        <w:br/>
      </w:r>
      <w:r w:rsidR="008E0F95" w:rsidRPr="008E0F95">
        <w:t>SELECT Name, SurfaceArea FROM country ORDER BY SurfaceArea DESC LIMIT 10;</w:t>
      </w:r>
    </w:p>
    <w:p w14:paraId="4EF668AF" w14:textId="71A7B750" w:rsidR="00DD2BA6" w:rsidRDefault="00DD2BA6" w:rsidP="00DD2BA6">
      <w:pPr>
        <w:pStyle w:val="Listofbulletpoints"/>
        <w:numPr>
          <w:ilvl w:val="0"/>
          <w:numId w:val="43"/>
        </w:numPr>
      </w:pPr>
      <w:r>
        <w:t>List every country where over 50% of its population can speak French.</w:t>
      </w:r>
      <w:r w:rsidR="008E0F95">
        <w:br/>
      </w:r>
      <w:r w:rsidR="008E0F95">
        <w:br/>
      </w:r>
      <w:r w:rsidR="0011688F" w:rsidRPr="0011688F">
        <w:t>SELECT * FROM countrylanguage where Percentage &gt; 50 AND Language ='French';</w:t>
      </w:r>
      <w:r w:rsidR="0011688F">
        <w:br/>
      </w:r>
    </w:p>
    <w:p w14:paraId="38E242A6" w14:textId="7B3F1261" w:rsidR="00DD2BA6" w:rsidRDefault="00DD2BA6" w:rsidP="00DD2BA6">
      <w:pPr>
        <w:pStyle w:val="Listofbulletpoints"/>
        <w:numPr>
          <w:ilvl w:val="0"/>
          <w:numId w:val="43"/>
        </w:numPr>
      </w:pPr>
      <w:r>
        <w:t>Which country has the worst life expectancy?</w:t>
      </w:r>
      <w:r w:rsidR="0011688F">
        <w:br/>
      </w:r>
      <w:r w:rsidR="0011688F">
        <w:br/>
      </w:r>
      <w:r w:rsidR="0011688F" w:rsidRPr="0011688F">
        <w:t>SELECT Name, LifeExpectancy FROM country WHERE LifeExpectancy IS NOT NULL ORDER BY LifeExpectancy LIMIT 1;</w:t>
      </w:r>
    </w:p>
    <w:p w14:paraId="3C78C47C" w14:textId="74662306" w:rsidR="00DD2BA6" w:rsidRDefault="00DD2BA6" w:rsidP="00DD2BA6">
      <w:pPr>
        <w:pStyle w:val="Listofbulletpoints"/>
        <w:numPr>
          <w:ilvl w:val="0"/>
          <w:numId w:val="43"/>
        </w:numPr>
      </w:pPr>
      <w:r>
        <w:t xml:space="preserve">What is the most </w:t>
      </w:r>
      <w:r w:rsidR="00CF206A">
        <w:t>common government form?</w:t>
      </w:r>
      <w:r w:rsidR="0011688F">
        <w:br/>
      </w:r>
      <w:r w:rsidR="0011688F">
        <w:br/>
      </w:r>
      <w:r w:rsidR="00F8678E" w:rsidRPr="00F8678E">
        <w:t>SELECT GovernmentForm, COUNT(GovernmentForm) AS value_occurance FROM country GROUP BY GovernmentForm ORDER BY value_occurance DESC LIMIT 1;</w:t>
      </w:r>
    </w:p>
    <w:p w14:paraId="666D90E9" w14:textId="0B0FA6E5" w:rsidR="00CF206A" w:rsidRDefault="00CF206A" w:rsidP="00DD2BA6">
      <w:pPr>
        <w:pStyle w:val="Listofbulletpoints"/>
        <w:numPr>
          <w:ilvl w:val="0"/>
          <w:numId w:val="43"/>
        </w:numPr>
      </w:pPr>
      <w:r>
        <w:t>How many countries have gained independence since records began?</w:t>
      </w:r>
      <w:r w:rsidR="00F8678E">
        <w:br/>
      </w:r>
      <w:r w:rsidR="00F8678E">
        <w:br/>
      </w:r>
      <w:r w:rsidR="00F8678E" w:rsidRPr="00F8678E">
        <w:t>SELECT COUNT(IndepYear) FROM country WHERE IndepYear IS NOT NULL;</w:t>
      </w:r>
    </w:p>
    <w:sectPr w:rsidR="00CF206A" w:rsidSect="001F3091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74B2F0" w14:textId="77777777" w:rsidR="000575EF" w:rsidRDefault="000575EF" w:rsidP="00EB4EC7">
      <w:pPr>
        <w:spacing w:after="0"/>
      </w:pPr>
      <w:r>
        <w:separator/>
      </w:r>
    </w:p>
    <w:p w14:paraId="0901738A" w14:textId="77777777" w:rsidR="000575EF" w:rsidRDefault="000575EF"/>
    <w:p w14:paraId="17BA1A26" w14:textId="77777777" w:rsidR="000575EF" w:rsidRDefault="000575EF"/>
  </w:endnote>
  <w:endnote w:type="continuationSeparator" w:id="0">
    <w:p w14:paraId="1C47C676" w14:textId="77777777" w:rsidR="000575EF" w:rsidRDefault="000575EF" w:rsidP="00EB4EC7">
      <w:pPr>
        <w:spacing w:after="0"/>
      </w:pPr>
      <w:r>
        <w:continuationSeparator/>
      </w:r>
    </w:p>
    <w:p w14:paraId="08956F84" w14:textId="77777777" w:rsidR="000575EF" w:rsidRDefault="000575EF"/>
    <w:p w14:paraId="67E3DBD7" w14:textId="77777777" w:rsidR="000575EF" w:rsidRDefault="000575E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420BDBC6-CC90-41BF-B1C1-265DFDBFD0D8}"/>
    <w:embedBold r:id="rId2" w:fontKey="{A4FEC771-9D24-4156-8E14-FE0FBE9D0035}"/>
    <w:embedItalic r:id="rId3" w:fontKey="{2FE84BCA-8A51-4278-BE7E-E20B3B5DA2AE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252421D0-8BB3-4411-B94F-D9FD114F0296}"/>
    <w:embedBold r:id="rId5" w:fontKey="{C1F5B475-DBFB-41AE-98C8-3BF43DDA7B6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660C1A41-AC63-4B36-BC28-EE72BB858994}"/>
    <w:embedBold r:id="rId7" w:fontKey="{72C9885A-87D6-438C-B500-DAFA6EFB2461}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  <w:embedRegular r:id="rId8" w:fontKey="{516F9B95-37BD-48E3-AA8C-4C320B7BFD14}"/>
    <w:embedBold r:id="rId9" w:fontKey="{45AD7420-E8A9-404F-B4B3-29A798F3E68D}"/>
    <w:embedItalic r:id="rId10" w:fontKey="{8F565A36-3B76-4757-B0C0-C243EE473DC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C2A18D3D-685E-4589-9798-7DE974A8B95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2" w:fontKey="{1F19078D-0681-4892-8144-26C69704DF28}"/>
    <w:embedBold r:id="rId13" w:fontKey="{F603B13F-C494-4BD7-800C-D5B422FBC5AB}"/>
    <w:embedItalic r:id="rId14" w:fontKey="{95C14A51-D923-4D87-9830-7C5DBA0B743D}"/>
    <w:embedBoldItalic r:id="rId15" w:fontKey="{D305C7EA-9D42-4E82-9472-58117F453374}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  <w:lang w:eastAsia="ko-KR"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1B2257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>
      <w:rPr>
        <w:rFonts w:cstheme="minorHAnsi"/>
        <w:b/>
        <w:noProof/>
        <w:color w:val="004050"/>
        <w:position w:val="14"/>
        <w:sz w:val="18"/>
        <w:szCs w:val="18"/>
      </w:rPr>
      <w:t>2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69AFD3D4" w14:paraId="5E7A9AC7" w14:textId="77777777" w:rsidTr="69AFD3D4">
      <w:tc>
        <w:tcPr>
          <w:tcW w:w="2835" w:type="dxa"/>
        </w:tcPr>
        <w:p w14:paraId="551D0C42" w14:textId="0E71380B" w:rsidR="69AFD3D4" w:rsidRDefault="69AFD3D4" w:rsidP="69AFD3D4">
          <w:pPr>
            <w:pStyle w:val="Header"/>
            <w:ind w:left="-115"/>
          </w:pPr>
        </w:p>
      </w:tc>
      <w:tc>
        <w:tcPr>
          <w:tcW w:w="2835" w:type="dxa"/>
        </w:tcPr>
        <w:p w14:paraId="2488CEA6" w14:textId="42918C3D" w:rsidR="69AFD3D4" w:rsidRDefault="69AFD3D4" w:rsidP="69AFD3D4">
          <w:pPr>
            <w:pStyle w:val="Header"/>
            <w:jc w:val="center"/>
          </w:pPr>
        </w:p>
      </w:tc>
      <w:tc>
        <w:tcPr>
          <w:tcW w:w="2835" w:type="dxa"/>
        </w:tcPr>
        <w:p w14:paraId="3D986E1A" w14:textId="396117EE" w:rsidR="69AFD3D4" w:rsidRDefault="69AFD3D4" w:rsidP="69AFD3D4">
          <w:pPr>
            <w:pStyle w:val="Header"/>
            <w:ind w:right="-115"/>
            <w:jc w:val="right"/>
          </w:pPr>
        </w:p>
      </w:tc>
    </w:tr>
  </w:tbl>
  <w:p w14:paraId="1FA6913C" w14:textId="64B53380" w:rsidR="69AFD3D4" w:rsidRDefault="69AFD3D4" w:rsidP="69AFD3D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1BD854" w14:textId="77777777" w:rsidR="000575EF" w:rsidRDefault="000575EF" w:rsidP="00EB4EC7">
      <w:pPr>
        <w:spacing w:after="0"/>
      </w:pPr>
      <w:r>
        <w:separator/>
      </w:r>
    </w:p>
    <w:p w14:paraId="7E46C97B" w14:textId="77777777" w:rsidR="000575EF" w:rsidRDefault="000575EF"/>
    <w:p w14:paraId="7CAC7202" w14:textId="77777777" w:rsidR="000575EF" w:rsidRDefault="000575EF"/>
  </w:footnote>
  <w:footnote w:type="continuationSeparator" w:id="0">
    <w:p w14:paraId="2B4C89A8" w14:textId="77777777" w:rsidR="000575EF" w:rsidRDefault="000575EF" w:rsidP="00EB4EC7">
      <w:pPr>
        <w:spacing w:after="0"/>
      </w:pPr>
      <w:r>
        <w:continuationSeparator/>
      </w:r>
    </w:p>
    <w:p w14:paraId="3249B5B1" w14:textId="77777777" w:rsidR="000575EF" w:rsidRDefault="000575EF"/>
    <w:p w14:paraId="50CC21F7" w14:textId="77777777" w:rsidR="000575EF" w:rsidRDefault="000575EF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9F3152" w14:textId="652C1257" w:rsidR="00BD144A" w:rsidRPr="009D2D62" w:rsidRDefault="004429F0" w:rsidP="004429F0">
    <w:pPr>
      <w:tabs>
        <w:tab w:val="left" w:pos="4196"/>
        <w:tab w:val="left" w:pos="6162"/>
      </w:tabs>
      <w:ind w:right="141"/>
    </w:pPr>
    <w:r>
      <w:t>Databases</w:t>
    </w:r>
    <w:r w:rsidR="00C2453A">
      <w:t xml:space="preserve"> </w:t>
    </w:r>
    <w:r>
      <w:t xml:space="preserve">– Module </w:t>
    </w:r>
    <w:r w:rsidR="000A737C">
      <w:t>7</w:t>
    </w:r>
    <w:r w:rsidR="00750891">
      <w:t>:</w:t>
    </w:r>
    <w:r>
      <w:t xml:space="preserve"> </w:t>
    </w:r>
    <w:r w:rsidR="006029D2">
      <w:t>World</w:t>
    </w:r>
    <w:r w:rsidR="00857D2A">
      <w:t xml:space="preserve">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  <w:lang w:eastAsia="ko-KR"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8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29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3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45"/>
  </w:num>
  <w:num w:numId="3">
    <w:abstractNumId w:val="32"/>
  </w:num>
  <w:num w:numId="4">
    <w:abstractNumId w:val="20"/>
  </w:num>
  <w:num w:numId="5">
    <w:abstractNumId w:val="40"/>
  </w:num>
  <w:num w:numId="6">
    <w:abstractNumId w:val="26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4"/>
  </w:num>
  <w:num w:numId="19">
    <w:abstractNumId w:val="33"/>
  </w:num>
  <w:num w:numId="20">
    <w:abstractNumId w:val="12"/>
  </w:num>
  <w:num w:numId="21">
    <w:abstractNumId w:val="15"/>
  </w:num>
  <w:num w:numId="22">
    <w:abstractNumId w:val="29"/>
  </w:num>
  <w:num w:numId="23">
    <w:abstractNumId w:val="11"/>
  </w:num>
  <w:num w:numId="24">
    <w:abstractNumId w:val="43"/>
  </w:num>
  <w:num w:numId="25">
    <w:abstractNumId w:val="34"/>
  </w:num>
  <w:num w:numId="26">
    <w:abstractNumId w:val="39"/>
  </w:num>
  <w:num w:numId="27">
    <w:abstractNumId w:val="39"/>
    <w:lvlOverride w:ilvl="0">
      <w:startOverride w:val="1"/>
    </w:lvlOverride>
  </w:num>
  <w:num w:numId="28">
    <w:abstractNumId w:val="42"/>
  </w:num>
  <w:num w:numId="29">
    <w:abstractNumId w:val="24"/>
  </w:num>
  <w:num w:numId="30">
    <w:abstractNumId w:val="30"/>
  </w:num>
  <w:num w:numId="31">
    <w:abstractNumId w:val="38"/>
  </w:num>
  <w:num w:numId="32">
    <w:abstractNumId w:val="13"/>
  </w:num>
  <w:num w:numId="33">
    <w:abstractNumId w:val="0"/>
  </w:num>
  <w:num w:numId="34">
    <w:abstractNumId w:val="17"/>
  </w:num>
  <w:num w:numId="35">
    <w:abstractNumId w:val="28"/>
  </w:num>
  <w:num w:numId="36">
    <w:abstractNumId w:val="25"/>
  </w:num>
  <w:num w:numId="37">
    <w:abstractNumId w:val="22"/>
  </w:num>
  <w:num w:numId="38">
    <w:abstractNumId w:val="19"/>
  </w:num>
  <w:num w:numId="39">
    <w:abstractNumId w:val="27"/>
  </w:num>
  <w:num w:numId="40">
    <w:abstractNumId w:val="37"/>
  </w:num>
  <w:num w:numId="41">
    <w:abstractNumId w:val="14"/>
  </w:num>
  <w:num w:numId="42">
    <w:abstractNumId w:val="23"/>
  </w:num>
  <w:num w:numId="43">
    <w:abstractNumId w:val="36"/>
  </w:num>
  <w:num w:numId="44">
    <w:abstractNumId w:val="18"/>
  </w:num>
  <w:num w:numId="45">
    <w:abstractNumId w:val="35"/>
  </w:num>
  <w:num w:numId="46">
    <w:abstractNumId w:val="41"/>
  </w:num>
  <w:num w:numId="4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1AA"/>
    <w:rsid w:val="00005892"/>
    <w:rsid w:val="000078F0"/>
    <w:rsid w:val="0001298C"/>
    <w:rsid w:val="0001538C"/>
    <w:rsid w:val="000238FB"/>
    <w:rsid w:val="000261A2"/>
    <w:rsid w:val="00037898"/>
    <w:rsid w:val="00047166"/>
    <w:rsid w:val="000503FA"/>
    <w:rsid w:val="00056554"/>
    <w:rsid w:val="000575EF"/>
    <w:rsid w:val="000619E9"/>
    <w:rsid w:val="000742D8"/>
    <w:rsid w:val="000815C8"/>
    <w:rsid w:val="00086E9B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101BE9"/>
    <w:rsid w:val="0011688F"/>
    <w:rsid w:val="00127CCE"/>
    <w:rsid w:val="00136282"/>
    <w:rsid w:val="00147F37"/>
    <w:rsid w:val="0015521C"/>
    <w:rsid w:val="001569A8"/>
    <w:rsid w:val="00160895"/>
    <w:rsid w:val="00160D73"/>
    <w:rsid w:val="00163B7E"/>
    <w:rsid w:val="00167313"/>
    <w:rsid w:val="001951B6"/>
    <w:rsid w:val="001A66FD"/>
    <w:rsid w:val="001B034B"/>
    <w:rsid w:val="001B1526"/>
    <w:rsid w:val="001B2257"/>
    <w:rsid w:val="001C72A2"/>
    <w:rsid w:val="001C7D0C"/>
    <w:rsid w:val="001E20C2"/>
    <w:rsid w:val="001E55C4"/>
    <w:rsid w:val="001F3091"/>
    <w:rsid w:val="001F49A2"/>
    <w:rsid w:val="001F4DCF"/>
    <w:rsid w:val="00227999"/>
    <w:rsid w:val="00237E69"/>
    <w:rsid w:val="002401AA"/>
    <w:rsid w:val="00246720"/>
    <w:rsid w:val="0025494A"/>
    <w:rsid w:val="002A31A9"/>
    <w:rsid w:val="002A3F1F"/>
    <w:rsid w:val="002B2A34"/>
    <w:rsid w:val="002B4DAD"/>
    <w:rsid w:val="002B6E32"/>
    <w:rsid w:val="002D4781"/>
    <w:rsid w:val="002E169B"/>
    <w:rsid w:val="002E680B"/>
    <w:rsid w:val="002F03FF"/>
    <w:rsid w:val="002F08D6"/>
    <w:rsid w:val="003007CD"/>
    <w:rsid w:val="00302368"/>
    <w:rsid w:val="00304CCE"/>
    <w:rsid w:val="00304ED6"/>
    <w:rsid w:val="00327512"/>
    <w:rsid w:val="00335915"/>
    <w:rsid w:val="00342694"/>
    <w:rsid w:val="003426F9"/>
    <w:rsid w:val="00346FCB"/>
    <w:rsid w:val="0035074F"/>
    <w:rsid w:val="0035298E"/>
    <w:rsid w:val="003619B0"/>
    <w:rsid w:val="00372CA2"/>
    <w:rsid w:val="00390396"/>
    <w:rsid w:val="00393C15"/>
    <w:rsid w:val="003A1599"/>
    <w:rsid w:val="003C15D5"/>
    <w:rsid w:val="003C65A8"/>
    <w:rsid w:val="003C7005"/>
    <w:rsid w:val="003D2C40"/>
    <w:rsid w:val="003D7F75"/>
    <w:rsid w:val="003E0243"/>
    <w:rsid w:val="003E3EC1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3760"/>
    <w:rsid w:val="004541C7"/>
    <w:rsid w:val="00475F3C"/>
    <w:rsid w:val="0048046C"/>
    <w:rsid w:val="004859AC"/>
    <w:rsid w:val="0049319E"/>
    <w:rsid w:val="0049664E"/>
    <w:rsid w:val="004B2AAF"/>
    <w:rsid w:val="004C31D2"/>
    <w:rsid w:val="004D55E9"/>
    <w:rsid w:val="004E001E"/>
    <w:rsid w:val="004E4533"/>
    <w:rsid w:val="004F031D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3094"/>
    <w:rsid w:val="00540532"/>
    <w:rsid w:val="0055062F"/>
    <w:rsid w:val="0055647E"/>
    <w:rsid w:val="00564F1B"/>
    <w:rsid w:val="00565BDC"/>
    <w:rsid w:val="00567311"/>
    <w:rsid w:val="0056769C"/>
    <w:rsid w:val="00571CDA"/>
    <w:rsid w:val="00584AFB"/>
    <w:rsid w:val="005875B2"/>
    <w:rsid w:val="00590A78"/>
    <w:rsid w:val="00591A91"/>
    <w:rsid w:val="005938C9"/>
    <w:rsid w:val="005939CD"/>
    <w:rsid w:val="00597D01"/>
    <w:rsid w:val="005A36D2"/>
    <w:rsid w:val="005A4842"/>
    <w:rsid w:val="005B06AE"/>
    <w:rsid w:val="005B07A5"/>
    <w:rsid w:val="005B1C5E"/>
    <w:rsid w:val="005D4339"/>
    <w:rsid w:val="006021EA"/>
    <w:rsid w:val="006029D2"/>
    <w:rsid w:val="00610733"/>
    <w:rsid w:val="00660225"/>
    <w:rsid w:val="00661822"/>
    <w:rsid w:val="00670FF9"/>
    <w:rsid w:val="0068127A"/>
    <w:rsid w:val="006902EB"/>
    <w:rsid w:val="00690478"/>
    <w:rsid w:val="00695567"/>
    <w:rsid w:val="00696632"/>
    <w:rsid w:val="006A36B2"/>
    <w:rsid w:val="006A44C6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A5F"/>
    <w:rsid w:val="00735B0B"/>
    <w:rsid w:val="00740EB3"/>
    <w:rsid w:val="00744F82"/>
    <w:rsid w:val="00745A0C"/>
    <w:rsid w:val="00750891"/>
    <w:rsid w:val="00752C14"/>
    <w:rsid w:val="00772ADF"/>
    <w:rsid w:val="00774455"/>
    <w:rsid w:val="007810AA"/>
    <w:rsid w:val="00791561"/>
    <w:rsid w:val="00792CC1"/>
    <w:rsid w:val="007B5872"/>
    <w:rsid w:val="007B5BA0"/>
    <w:rsid w:val="007B6EE1"/>
    <w:rsid w:val="007C3FB1"/>
    <w:rsid w:val="007C6BF5"/>
    <w:rsid w:val="007D20A8"/>
    <w:rsid w:val="007E2514"/>
    <w:rsid w:val="007E3B2B"/>
    <w:rsid w:val="007E4107"/>
    <w:rsid w:val="007F1159"/>
    <w:rsid w:val="007F4BA7"/>
    <w:rsid w:val="007F7965"/>
    <w:rsid w:val="00810D67"/>
    <w:rsid w:val="00815BDF"/>
    <w:rsid w:val="00822694"/>
    <w:rsid w:val="00824F50"/>
    <w:rsid w:val="00826E0C"/>
    <w:rsid w:val="00827031"/>
    <w:rsid w:val="00827318"/>
    <w:rsid w:val="008461C9"/>
    <w:rsid w:val="008538E4"/>
    <w:rsid w:val="00856188"/>
    <w:rsid w:val="00857D2A"/>
    <w:rsid w:val="0086704B"/>
    <w:rsid w:val="00873724"/>
    <w:rsid w:val="00880E83"/>
    <w:rsid w:val="00884DFF"/>
    <w:rsid w:val="008B5C99"/>
    <w:rsid w:val="008B7DA0"/>
    <w:rsid w:val="008C2823"/>
    <w:rsid w:val="008E0F95"/>
    <w:rsid w:val="008F092E"/>
    <w:rsid w:val="008F115C"/>
    <w:rsid w:val="008F434A"/>
    <w:rsid w:val="00905735"/>
    <w:rsid w:val="00912151"/>
    <w:rsid w:val="00943637"/>
    <w:rsid w:val="0094602F"/>
    <w:rsid w:val="0095510C"/>
    <w:rsid w:val="00955A17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12557"/>
    <w:rsid w:val="00A174F1"/>
    <w:rsid w:val="00A20C12"/>
    <w:rsid w:val="00A27F46"/>
    <w:rsid w:val="00A4024F"/>
    <w:rsid w:val="00A45251"/>
    <w:rsid w:val="00A45294"/>
    <w:rsid w:val="00A459C7"/>
    <w:rsid w:val="00A5476A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E23DF"/>
    <w:rsid w:val="00AE26AC"/>
    <w:rsid w:val="00B1097C"/>
    <w:rsid w:val="00B316EB"/>
    <w:rsid w:val="00B35B40"/>
    <w:rsid w:val="00B41285"/>
    <w:rsid w:val="00B4459A"/>
    <w:rsid w:val="00B474F0"/>
    <w:rsid w:val="00B47755"/>
    <w:rsid w:val="00B51E7D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2CEB"/>
    <w:rsid w:val="00BA3DCE"/>
    <w:rsid w:val="00BA5A8C"/>
    <w:rsid w:val="00BB2546"/>
    <w:rsid w:val="00BB624C"/>
    <w:rsid w:val="00BC4034"/>
    <w:rsid w:val="00BC45C7"/>
    <w:rsid w:val="00BC6BD5"/>
    <w:rsid w:val="00BD144A"/>
    <w:rsid w:val="00BD5C94"/>
    <w:rsid w:val="00BD7FA1"/>
    <w:rsid w:val="00C011F5"/>
    <w:rsid w:val="00C019EA"/>
    <w:rsid w:val="00C14982"/>
    <w:rsid w:val="00C173A4"/>
    <w:rsid w:val="00C2045F"/>
    <w:rsid w:val="00C2453A"/>
    <w:rsid w:val="00C31654"/>
    <w:rsid w:val="00C450ED"/>
    <w:rsid w:val="00C468D5"/>
    <w:rsid w:val="00C60FD2"/>
    <w:rsid w:val="00C661D7"/>
    <w:rsid w:val="00C7172C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D4FDC"/>
    <w:rsid w:val="00CD62B6"/>
    <w:rsid w:val="00CE1395"/>
    <w:rsid w:val="00CF1330"/>
    <w:rsid w:val="00CF206A"/>
    <w:rsid w:val="00CF3CE5"/>
    <w:rsid w:val="00D076BE"/>
    <w:rsid w:val="00D11AF0"/>
    <w:rsid w:val="00D258E9"/>
    <w:rsid w:val="00D349EF"/>
    <w:rsid w:val="00D35965"/>
    <w:rsid w:val="00D35A28"/>
    <w:rsid w:val="00D35D32"/>
    <w:rsid w:val="00D43413"/>
    <w:rsid w:val="00D4629A"/>
    <w:rsid w:val="00D53964"/>
    <w:rsid w:val="00D726CC"/>
    <w:rsid w:val="00D7362F"/>
    <w:rsid w:val="00D802C9"/>
    <w:rsid w:val="00D807B5"/>
    <w:rsid w:val="00DA072F"/>
    <w:rsid w:val="00DB73F6"/>
    <w:rsid w:val="00DC5DBA"/>
    <w:rsid w:val="00DD2317"/>
    <w:rsid w:val="00DD251D"/>
    <w:rsid w:val="00DD2BA6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7152"/>
    <w:rsid w:val="00ED260E"/>
    <w:rsid w:val="00ED6604"/>
    <w:rsid w:val="00EE14F8"/>
    <w:rsid w:val="00EF1C9E"/>
    <w:rsid w:val="00F077B7"/>
    <w:rsid w:val="00F078EC"/>
    <w:rsid w:val="00F21B3B"/>
    <w:rsid w:val="00F277F9"/>
    <w:rsid w:val="00F30679"/>
    <w:rsid w:val="00F31B75"/>
    <w:rsid w:val="00F507A1"/>
    <w:rsid w:val="00F51EB8"/>
    <w:rsid w:val="00F53559"/>
    <w:rsid w:val="00F6231E"/>
    <w:rsid w:val="00F66500"/>
    <w:rsid w:val="00F672C2"/>
    <w:rsid w:val="00F73EC2"/>
    <w:rsid w:val="00F754AE"/>
    <w:rsid w:val="00F76EEE"/>
    <w:rsid w:val="00F8517D"/>
    <w:rsid w:val="00F8678E"/>
    <w:rsid w:val="00F86847"/>
    <w:rsid w:val="00F86C81"/>
    <w:rsid w:val="00F90F18"/>
    <w:rsid w:val="00FC173B"/>
    <w:rsid w:val="00FD3E55"/>
    <w:rsid w:val="00FD61BB"/>
    <w:rsid w:val="0E6C1821"/>
    <w:rsid w:val="27B16749"/>
    <w:rsid w:val="2DD40934"/>
    <w:rsid w:val="305B6089"/>
    <w:rsid w:val="34E2F4E9"/>
    <w:rsid w:val="4C85B615"/>
    <w:rsid w:val="546D2EEF"/>
    <w:rsid w:val="57536348"/>
    <w:rsid w:val="6302DF61"/>
    <w:rsid w:val="69AFD3D4"/>
    <w:rsid w:val="77F7939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Team.QAC.All.Trainers@qa.com" TargetMode="Externa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3562A7F8CAFB43942423E6A5E04770" ma:contentTypeVersion="8" ma:contentTypeDescription="Create a new document." ma:contentTypeScope="" ma:versionID="348ae8f6e7d0e13af9e71d9a6f6ce473">
  <xsd:schema xmlns:xsd="http://www.w3.org/2001/XMLSchema" xmlns:xs="http://www.w3.org/2001/XMLSchema" xmlns:p="http://schemas.microsoft.com/office/2006/metadata/properties" xmlns:ns2="dfd82559-97a2-4871-a676-597bf1b13ee5" targetNamespace="http://schemas.microsoft.com/office/2006/metadata/properties" ma:root="true" ma:fieldsID="6bc99636ae50a5d3c6cb36b94fbf8464" ns2:_="">
    <xsd:import namespace="dfd82559-97a2-4871-a676-597bf1b13ee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d82559-97a2-4871-a676-597bf1b13e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5EF036-1872-4F93-A2E3-6E09C44AA3CC}">
  <ds:schemaRefs>
    <ds:schemaRef ds:uri="http://schemas.microsoft.com/office/2006/documentManagement/types"/>
    <ds:schemaRef ds:uri="http://schemas.microsoft.com/office/2006/metadata/properties"/>
    <ds:schemaRef ds:uri="http://purl.org/dc/elements/1.1/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dfd82559-97a2-4871-a676-597bf1b13ee5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DB93FFD4-07CD-48F6-A7FF-1569DAF419D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93C7089-8E45-47F9-A0DB-3464F469513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fd82559-97a2-4871-a676-597bf1b13e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D72D3256-13C4-44B5-A40E-98801A09E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611</Words>
  <Characters>3486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and the Cloud – Friday Assessment</vt:lpstr>
    </vt:vector>
  </TitlesOfParts>
  <Company>QA Consulting.</Company>
  <LinksUpToDate>false</LinksUpToDate>
  <CharactersWithSpaces>4089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7 – databases</dc:subject>
  <dc:creator>QA Ltd</dc:creator>
  <cp:keywords/>
  <dc:description/>
  <cp:lastModifiedBy>Bushra Ibraheem</cp:lastModifiedBy>
  <cp:revision>2</cp:revision>
  <cp:lastPrinted>2015-05-22T15:05:00Z</cp:lastPrinted>
  <dcterms:created xsi:type="dcterms:W3CDTF">2022-01-28T20:01:00Z</dcterms:created>
  <dcterms:modified xsi:type="dcterms:W3CDTF">2022-01-28T20:01:00Z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0x010100753562A7F8CAFB43942423E6A5E04770</vt:lpwstr>
  </property>
</Properties>
</file>